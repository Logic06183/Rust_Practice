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5BEAA" w14:textId="788888F0" w:rsidR="001C09C1" w:rsidRDefault="002F443D">
      <w:pPr>
        <w:pStyle w:val="Date"/>
      </w:pPr>
      <w:r>
        <w:t>06/07/2023</w:t>
      </w:r>
    </w:p>
    <w:p w14:paraId="201592E0" w14:textId="775D5E1F" w:rsidR="00876EED" w:rsidRDefault="002F443D">
      <w:pPr>
        <w:pStyle w:val="Title"/>
      </w:pPr>
      <w:r>
        <w:t>Proposal for Universal Heat Exposure Unit</w:t>
      </w:r>
    </w:p>
    <w:p w14:paraId="55AF3D83" w14:textId="0039DFFB" w:rsidR="00876EED" w:rsidRDefault="00876EED" w:rsidP="00876EED">
      <w:pPr>
        <w:pStyle w:val="Heading1"/>
        <w:numPr>
          <w:ilvl w:val="0"/>
          <w:numId w:val="0"/>
        </w:numPr>
        <w:ind w:left="360"/>
      </w:pPr>
      <w:r>
        <w:t>Author: N BRINK</w:t>
      </w:r>
    </w:p>
    <w:p w14:paraId="637C26E0" w14:textId="7CDCACAC" w:rsidR="001C09C1" w:rsidRDefault="00875CF8">
      <w:pPr>
        <w:pStyle w:val="Heading1"/>
      </w:pPr>
      <w:r>
        <w:t>Overview</w:t>
      </w:r>
    </w:p>
    <w:p w14:paraId="7FFC6663" w14:textId="5AB10359" w:rsidR="001C09C1" w:rsidRDefault="00875CF8">
      <w:pPr>
        <w:pStyle w:val="Heading2"/>
      </w:pPr>
      <w:r>
        <w:t>Background</w:t>
      </w:r>
    </w:p>
    <w:p w14:paraId="551B44F4" w14:textId="77777777" w:rsidR="00967586" w:rsidRDefault="00967586" w:rsidP="00967586">
      <w:pPr>
        <w:pStyle w:val="Heading3"/>
      </w:pPr>
      <w:r>
        <w:t>Temperature, as a measure of heat exposure, is limited in many aspects. Firstly, it is a cross-sectional representation of ‘heat’ at a specific time-point, and so does not consider what we have been exposed to previously, and what we are going to be exposed to in the future. Secondly, it does not consider factors that modify the lived experience of heat, such as environmental factors like wind speed and humidity</w:t>
      </w:r>
      <w:commentRangeStart w:id="0"/>
      <w:r>
        <w:t xml:space="preserve">, or personal factors such as our body habitus, endogenous heat production and the clothes we wear. </w:t>
      </w:r>
      <w:commentRangeEnd w:id="0"/>
      <w:r w:rsidR="00895EDA">
        <w:rPr>
          <w:rStyle w:val="CommentReference"/>
          <w:rFonts w:asciiTheme="minorHAnsi" w:eastAsiaTheme="minorHAnsi" w:hAnsiTheme="minorHAnsi" w:cstheme="minorBidi"/>
        </w:rPr>
        <w:commentReference w:id="0"/>
      </w:r>
    </w:p>
    <w:p w14:paraId="0F053051" w14:textId="77777777" w:rsidR="00967586" w:rsidRDefault="00967586" w:rsidP="00967586">
      <w:pPr>
        <w:pStyle w:val="Heading2"/>
        <w:numPr>
          <w:ilvl w:val="0"/>
          <w:numId w:val="0"/>
        </w:numPr>
        <w:ind w:left="720"/>
      </w:pPr>
    </w:p>
    <w:p w14:paraId="0393A133" w14:textId="2927D194" w:rsidR="001C09C1" w:rsidRDefault="00967586" w:rsidP="00967586">
      <w:pPr>
        <w:pStyle w:val="Heading3"/>
      </w:pPr>
      <w:r>
        <w:t xml:space="preserve">Multiple heat indices exist to quantify the exposure to cross-sectional temperature as </w:t>
      </w:r>
      <w:del w:id="1" w:author="Craig Parker" w:date="2023-08-11T15:02:00Z">
        <w:r w:rsidDel="00103BB2">
          <w:delText xml:space="preserve">it is </w:delText>
        </w:r>
      </w:del>
      <w:r>
        <w:t xml:space="preserve">experienced by individuals. These include the Wet Globe Bulb </w:t>
      </w:r>
      <w:proofErr w:type="spellStart"/>
      <w:r>
        <w:t>Temperature</w:t>
      </w:r>
      <w:r w:rsidR="00081EE4" w:rsidRPr="00081EE4">
        <w:t>https</w:t>
      </w:r>
      <w:proofErr w:type="spellEnd"/>
      <w:r w:rsidR="00081EE4">
        <w:t>(</w:t>
      </w:r>
      <w:hyperlink r:id="rId11" w:anchor=":~:text=Wet%20Bulb%20Globe%20Temperature%20(WBGT,cloud%20cover%20(solar%20radiation)." w:history="1">
        <w:r w:rsidR="00081EE4" w:rsidRPr="00081EE4">
          <w:rPr>
            <w:rStyle w:val="Hyperlink"/>
          </w:rPr>
          <w:t>[1]</w:t>
        </w:r>
      </w:hyperlink>
      <w:r w:rsidR="00081EE4" w:rsidRPr="00081EE4">
        <w:t>)</w:t>
      </w:r>
      <w:r>
        <w:t>, Apparent Temperature</w:t>
      </w:r>
      <w:hyperlink r:id="rId12" w:history="1">
        <w:r w:rsidR="00081EE4" w:rsidRPr="00081EE4">
          <w:rPr>
            <w:rStyle w:val="Hyperlink"/>
          </w:rPr>
          <w:t>[2]</w:t>
        </w:r>
      </w:hyperlink>
      <w:r>
        <w:t>, and Universal Thermal Climate Index</w:t>
      </w:r>
      <w:hyperlink r:id="rId13" w:history="1">
        <w:r w:rsidR="00081EE4" w:rsidRPr="00081EE4">
          <w:rPr>
            <w:rStyle w:val="Hyperlink"/>
          </w:rPr>
          <w:t>[3]</w:t>
        </w:r>
      </w:hyperlink>
      <w:r>
        <w:t>, among others</w:t>
      </w:r>
      <w:hyperlink r:id="rId14" w:history="1">
        <w:r w:rsidR="00081EE4" w:rsidRPr="00081EE4">
          <w:rPr>
            <w:rStyle w:val="Hyperlink"/>
          </w:rPr>
          <w:t>[4]</w:t>
        </w:r>
      </w:hyperlink>
      <w:r>
        <w:t xml:space="preserve">. These indices still only represent a cross-sectional </w:t>
      </w:r>
      <w:del w:id="2" w:author="Craig Parker" w:date="2023-08-11T15:02:00Z">
        <w:r w:rsidDel="00103BB2">
          <w:delText>snapshot of the temperature/heat exposure</w:delText>
        </w:r>
      </w:del>
      <w:ins w:id="3" w:author="Craig Parker" w:date="2023-08-11T15:02:00Z">
        <w:r w:rsidR="00103BB2">
          <w:t>temperature/heat exposure snapshot</w:t>
        </w:r>
      </w:ins>
      <w:r>
        <w:t xml:space="preserve">. One index </w:t>
      </w:r>
      <w:del w:id="4" w:author="Craig Parker" w:date="2023-08-11T15:02:00Z">
        <w:r w:rsidDel="00103BB2">
          <w:delText xml:space="preserve">was  </w:delText>
        </w:r>
      </w:del>
      <w:ins w:id="5" w:author="Craig Parker" w:date="2023-08-11T15:02:00Z">
        <w:r w:rsidR="00103BB2">
          <w:t>was</w:t>
        </w:r>
        <w:r w:rsidR="00103BB2">
          <w:t xml:space="preserve"> </w:t>
        </w:r>
      </w:ins>
      <w:r>
        <w:t>planned to be developed for use in dairy cattle</w:t>
      </w:r>
      <w:del w:id="6" w:author="Craig Parker" w:date="2023-08-11T15:02:00Z">
        <w:r w:rsidDel="00103BB2">
          <w:delText>,</w:delText>
        </w:r>
      </w:del>
      <w:r>
        <w:t xml:space="preserve"> to quantify the total heat exposure for a given period(</w:t>
      </w:r>
      <w:hyperlink r:id="rId15" w:history="1">
        <w:r w:rsidR="00081EE4">
          <w:rPr>
            <w:rStyle w:val="Hyperlink"/>
          </w:rPr>
          <w:t>[5]</w:t>
        </w:r>
      </w:hyperlink>
      <w:r>
        <w:t xml:space="preserve">), to </w:t>
      </w:r>
      <w:del w:id="7" w:author="Craig Parker" w:date="2023-08-11T15:02:00Z">
        <w:r w:rsidDel="00103BB2">
          <w:delText xml:space="preserve">optimize </w:delText>
        </w:r>
      </w:del>
      <w:proofErr w:type="spellStart"/>
      <w:ins w:id="8" w:author="Craig Parker" w:date="2023-08-11T15:02:00Z">
        <w:r w:rsidR="00103BB2">
          <w:t>optimise</w:t>
        </w:r>
        <w:proofErr w:type="spellEnd"/>
        <w:r w:rsidR="00103BB2">
          <w:t xml:space="preserve"> </w:t>
        </w:r>
      </w:ins>
      <w:r>
        <w:t>milk production, however</w:t>
      </w:r>
      <w:ins w:id="9" w:author="Craig Parker" w:date="2023-08-11T15:02:00Z">
        <w:r w:rsidR="00103BB2">
          <w:t>,</w:t>
        </w:r>
      </w:ins>
      <w:r>
        <w:t xml:space="preserve"> this does not seem to have widespread uptake. One similar approach in humans was developed specifically for exercise-related heat </w:t>
      </w:r>
      <w:r w:rsidRPr="00951690">
        <w:rPr>
          <w:i/>
          <w:iCs/>
        </w:rPr>
        <w:t>strain</w:t>
      </w:r>
      <w:commentRangeStart w:id="10"/>
      <w:del w:id="11" w:author="Craig Parker" w:date="2023-08-11T15:03:00Z">
        <w:r w:rsidR="00951690" w:rsidDel="00103BB2">
          <w:delText>,</w:delText>
        </w:r>
      </w:del>
      <w:r w:rsidR="00951690">
        <w:t xml:space="preserve"> </w:t>
      </w:r>
      <w:hyperlink r:id="rId16" w:history="1">
        <w:r w:rsidR="00081EE4" w:rsidRPr="00081EE4">
          <w:rPr>
            <w:rStyle w:val="Hyperlink"/>
          </w:rPr>
          <w:t>[6]</w:t>
        </w:r>
      </w:hyperlink>
      <w:r>
        <w:t>)</w:t>
      </w:r>
      <w:r w:rsidR="00951690">
        <w:t>. This approach does not look only at heat exposure</w:t>
      </w:r>
      <w:del w:id="12" w:author="Craig Parker" w:date="2023-08-11T15:03:00Z">
        <w:r w:rsidR="00951690" w:rsidDel="00103BB2">
          <w:delText>,</w:delText>
        </w:r>
      </w:del>
      <w:r w:rsidR="00951690">
        <w:t xml:space="preserve"> but rather at heat strain and </w:t>
      </w:r>
      <w:commentRangeEnd w:id="10"/>
      <w:r w:rsidR="00895EDA">
        <w:rPr>
          <w:rStyle w:val="CommentReference"/>
          <w:rFonts w:asciiTheme="minorHAnsi" w:eastAsiaTheme="minorHAnsi" w:hAnsiTheme="minorHAnsi" w:cstheme="minorBidi"/>
        </w:rPr>
        <w:commentReference w:id="10"/>
      </w:r>
      <w:r w:rsidR="00951690">
        <w:t>requires physiological inputs such as heart rate. It</w:t>
      </w:r>
      <w:r>
        <w:t xml:space="preserve"> also lacks widespread utility and uptake.  </w:t>
      </w:r>
    </w:p>
    <w:p w14:paraId="40035710" w14:textId="77777777" w:rsidR="00967586" w:rsidRDefault="00967586" w:rsidP="00967586">
      <w:pPr>
        <w:pStyle w:val="ListParagraph"/>
      </w:pPr>
    </w:p>
    <w:p w14:paraId="49579531" w14:textId="600F8D03" w:rsidR="00967586" w:rsidRDefault="00875CF8" w:rsidP="00967586">
      <w:pPr>
        <w:pStyle w:val="Heading2"/>
      </w:pPr>
      <w:r>
        <w:t>Aims:</w:t>
      </w:r>
    </w:p>
    <w:p w14:paraId="03930204" w14:textId="065ED24A" w:rsidR="00875CF8" w:rsidRDefault="00875CF8" w:rsidP="00875CF8">
      <w:pPr>
        <w:pStyle w:val="Heading3"/>
      </w:pPr>
      <w:r>
        <w:t xml:space="preserve">Develop a Universal Heat Exposure Unit to accurately quantify the degree of heat exposure over a given </w:t>
      </w:r>
      <w:del w:id="13" w:author="Craig Parker" w:date="2023-08-11T15:03:00Z">
        <w:r w:rsidDel="00103BB2">
          <w:delText>time period</w:delText>
        </w:r>
      </w:del>
      <w:ins w:id="14" w:author="Craig Parker" w:date="2023-08-11T15:03:00Z">
        <w:r w:rsidR="00103BB2">
          <w:t>period</w:t>
        </w:r>
      </w:ins>
      <w:r>
        <w:t xml:space="preserve">, with a modifying factor allowing for different sensitivities to heat exposure. </w:t>
      </w:r>
    </w:p>
    <w:p w14:paraId="6DDA41FF" w14:textId="69D4F527" w:rsidR="00875CF8" w:rsidRDefault="00875CF8" w:rsidP="00875CF8">
      <w:pPr>
        <w:pStyle w:val="Heading3"/>
      </w:pPr>
      <w:r>
        <w:lastRenderedPageBreak/>
        <w:t xml:space="preserve">Allow for broad utility in quantifying heat exposure for observational and interventional studies, as well as for use in a </w:t>
      </w:r>
      <w:del w:id="15" w:author="Craig Parker" w:date="2023-08-11T15:03:00Z">
        <w:r w:rsidDel="00103BB2">
          <w:delText xml:space="preserve">personalized </w:delText>
        </w:r>
      </w:del>
      <w:proofErr w:type="spellStart"/>
      <w:ins w:id="16" w:author="Craig Parker" w:date="2023-08-11T15:03:00Z">
        <w:r w:rsidR="00103BB2">
          <w:t>personalised</w:t>
        </w:r>
        <w:proofErr w:type="spellEnd"/>
        <w:r w:rsidR="00103BB2">
          <w:t xml:space="preserve"> </w:t>
        </w:r>
      </w:ins>
      <w:r>
        <w:t>early warning system.</w:t>
      </w:r>
    </w:p>
    <w:p w14:paraId="42860D17" w14:textId="77777777" w:rsidR="00A63CF4" w:rsidRDefault="00875CF8" w:rsidP="00A63CF4">
      <w:pPr>
        <w:pStyle w:val="Heading1"/>
      </w:pPr>
      <w:r>
        <w:t>Working Prototype</w:t>
      </w:r>
    </w:p>
    <w:p w14:paraId="139F97B0" w14:textId="06493BC1" w:rsidR="00A63CF4" w:rsidRDefault="00A63CF4" w:rsidP="00A63CF4">
      <w:pPr>
        <w:pStyle w:val="Heading2"/>
      </w:pPr>
      <w:r>
        <w:t xml:space="preserve">Modelling daily temperature: </w:t>
      </w:r>
    </w:p>
    <w:p w14:paraId="72D286FE" w14:textId="6A204910" w:rsidR="00A63CF4" w:rsidRDefault="00A63CF4" w:rsidP="00A63CF4">
      <w:pPr>
        <w:pStyle w:val="Heading3"/>
      </w:pPr>
      <m:oMath>
        <m:r>
          <m:rPr>
            <m:sty m:val="p"/>
          </m:rPr>
          <w:rPr>
            <w:rFonts w:ascii="Cambria Math" w:hAnsi="Cambria Math"/>
          </w:rPr>
          <m:t>T</m:t>
        </m:r>
        <m:d>
          <m:dPr>
            <m:ctrlPr>
              <w:rPr>
                <w:rFonts w:ascii="Cambria Math" w:hAnsi="Cambria Math"/>
              </w:rPr>
            </m:ctrlPr>
          </m:dPr>
          <m:e>
            <m:r>
              <m:rPr>
                <m:sty m:val="p"/>
              </m:rPr>
              <w:rPr>
                <w:rFonts w:ascii="Cambria Math" w:hAnsi="Cambria Math"/>
              </w:rPr>
              <m:t>t</m:t>
            </m:r>
          </m:e>
        </m:d>
        <m:r>
          <w:rPr>
            <w:rFonts w:ascii="Cambria Math" w:eastAsia="Cambria Math" w:hAnsi="Cambria Math" w:cs="Cambria Math"/>
          </w:rPr>
          <m:t>=α*</m:t>
        </m:r>
        <m:f>
          <m:fPr>
            <m:ctrlPr>
              <w:rPr>
                <w:rFonts w:ascii="Cambria Math" w:hAnsi="Cambria Math"/>
              </w:rPr>
            </m:ctrlPr>
          </m:fPr>
          <m:num>
            <m:r>
              <w:rPr>
                <w:rFonts w:ascii="Cambria Math" w:eastAsia="Cambria Math" w:hAnsi="Cambria Math" w:cs="Cambria Math"/>
              </w:rPr>
              <m:t>Tmax-Tmin</m:t>
            </m:r>
          </m:num>
          <m:den>
            <m:r>
              <w:rPr>
                <w:rFonts w:ascii="Cambria Math" w:eastAsia="Cambria Math" w:hAnsi="Cambria Math" w:cs="Cambria Math"/>
              </w:rPr>
              <m:t>2</m:t>
            </m:r>
          </m:den>
        </m:f>
        <m:r>
          <w:rPr>
            <w:rFonts w:ascii="Cambria Math" w:eastAsia="Cambria Math" w:hAnsi="Cambria Math" w:cs="Cambria Math"/>
          </w:rPr>
          <m:t xml:space="preserve"> </m:t>
        </m:r>
        <m:func>
          <m:funcPr>
            <m:ctrlPr>
              <w:rPr>
                <w:rFonts w:ascii="Cambria Math" w:hAnsi="Cambria Math"/>
              </w:rPr>
            </m:ctrlPr>
          </m:funcPr>
          <m:fName>
            <m:r>
              <m:rPr>
                <m:sty m:val="p"/>
              </m:rPr>
              <w:rPr>
                <w:rFonts w:ascii="Cambria Math" w:eastAsia="Cambria Math" w:hAnsi="Cambria Math" w:cs="Cambria Math"/>
              </w:rPr>
              <m:t>sin</m:t>
            </m:r>
          </m:fName>
          <m:e>
            <m:d>
              <m:dPr>
                <m:ctrlPr>
                  <w:rPr>
                    <w:rFonts w:ascii="Cambria Math" w:hAnsi="Cambria Math"/>
                    <w:i/>
                  </w:rPr>
                </m:ctrlPr>
              </m:dPr>
              <m:e>
                <m:r>
                  <m:rPr>
                    <m:sty m:val="p"/>
                  </m:rPr>
                  <w:rPr>
                    <w:rFonts w:ascii="Cambria Math" w:hAnsi="Cambria Math"/>
                  </w:rPr>
                  <m:t>2πft + φ</m:t>
                </m:r>
                <m:ctrlPr>
                  <w:rPr>
                    <w:rFonts w:ascii="Cambria Math" w:hAnsi="Cambria Math"/>
                  </w:rPr>
                </m:ctrlPr>
              </m:e>
            </m:d>
          </m:e>
        </m:func>
        <m:r>
          <w:rPr>
            <w:rFonts w:ascii="Cambria Math" w:hAnsi="Cambria Math"/>
          </w:rPr>
          <m:t>+Tmean</m:t>
        </m:r>
      </m:oMath>
    </w:p>
    <w:p w14:paraId="1191A84D" w14:textId="77777777" w:rsidR="00A63CF4" w:rsidRDefault="00A63CF4" w:rsidP="00A63CF4">
      <w:pPr>
        <w:pStyle w:val="Heading3"/>
        <w:numPr>
          <w:ilvl w:val="0"/>
          <w:numId w:val="0"/>
        </w:numPr>
        <w:ind w:left="1440"/>
      </w:pPr>
    </w:p>
    <w:p w14:paraId="1BF2465A" w14:textId="77777777" w:rsidR="00A63CF4" w:rsidRDefault="00A63CF4" w:rsidP="00A63CF4">
      <w:pPr>
        <w:pStyle w:val="Heading3"/>
      </w:pPr>
      <w:r>
        <w:t>where:</w:t>
      </w:r>
    </w:p>
    <w:p w14:paraId="38819CE6" w14:textId="15CF7455" w:rsidR="00A63CF4" w:rsidRDefault="00A63CF4" w:rsidP="001725D8">
      <w:pPr>
        <w:pStyle w:val="Heading3"/>
        <w:numPr>
          <w:ilvl w:val="0"/>
          <w:numId w:val="3"/>
        </w:numPr>
      </w:pPr>
      <w:r>
        <w:t>T(t) represents the temperature</w:t>
      </w:r>
      <w:r w:rsidR="00576BC7">
        <w:t>(</w:t>
      </w:r>
      <w:r w:rsidR="00576BC7">
        <w:sym w:font="Symbol" w:char="F0B0"/>
      </w:r>
      <w:r w:rsidR="00576BC7">
        <w:t>C)</w:t>
      </w:r>
      <w:r>
        <w:t xml:space="preserve"> at time t</w:t>
      </w:r>
      <w:r w:rsidR="00576BC7">
        <w:t>(</w:t>
      </w:r>
      <w:r w:rsidR="009F3945">
        <w:t>hours</w:t>
      </w:r>
      <w:r w:rsidR="00576BC7">
        <w:t>)</w:t>
      </w:r>
    </w:p>
    <w:p w14:paraId="6983A3E1" w14:textId="2B8B14EA" w:rsidR="00A63CF4" w:rsidRDefault="00A63CF4" w:rsidP="001725D8">
      <w:pPr>
        <w:pStyle w:val="Heading3"/>
        <w:numPr>
          <w:ilvl w:val="0"/>
          <w:numId w:val="3"/>
        </w:numPr>
      </w:pPr>
      <m:oMath>
        <m:r>
          <w:rPr>
            <w:rFonts w:ascii="Cambria Math" w:eastAsia="Cambria Math" w:hAnsi="Cambria Math" w:cs="Cambria Math"/>
          </w:rPr>
          <m:t>α</m:t>
        </m:r>
      </m:oMath>
      <w:r>
        <w:t xml:space="preserve"> is the heat sensitivity factor, </w:t>
      </w:r>
      <w:del w:id="17" w:author="Craig Parker" w:date="2023-08-11T15:04:00Z">
        <w:r w:rsidDel="00103BB2">
          <w:delText xml:space="preserve">to </w:delText>
        </w:r>
        <w:commentRangeStart w:id="18"/>
        <w:r w:rsidDel="00103BB2">
          <w:delText>include</w:delText>
        </w:r>
      </w:del>
      <w:ins w:id="19" w:author="Craig Parker" w:date="2023-08-11T15:04:00Z">
        <w:r w:rsidR="00103BB2">
          <w:t>including</w:t>
        </w:r>
      </w:ins>
      <w:r>
        <w:t xml:space="preserve"> sex, age, BMI, clothing, occupation, pregnancy status, etc. Otherwise, reverts to </w:t>
      </w:r>
      <w:ins w:id="20" w:author="Craig Parker" w:date="2023-08-11T15:04:00Z">
        <w:r w:rsidR="00103BB2">
          <w:t xml:space="preserve">the </w:t>
        </w:r>
      </w:ins>
      <w:r>
        <w:t>average of 1 if not available.</w:t>
      </w:r>
      <w:commentRangeEnd w:id="18"/>
      <w:r w:rsidR="00895EDA">
        <w:rPr>
          <w:rStyle w:val="CommentReference"/>
          <w:rFonts w:asciiTheme="minorHAnsi" w:eastAsiaTheme="minorHAnsi" w:hAnsiTheme="minorHAnsi" w:cstheme="minorBidi"/>
        </w:rPr>
        <w:commentReference w:id="18"/>
      </w:r>
    </w:p>
    <w:p w14:paraId="5F6CF1DA" w14:textId="741A4346" w:rsidR="00A63CF4" w:rsidRDefault="00C10E21" w:rsidP="001725D8">
      <w:pPr>
        <w:pStyle w:val="Heading3"/>
        <w:numPr>
          <w:ilvl w:val="0"/>
          <w:numId w:val="3"/>
        </w:numPr>
      </w:pPr>
      <m:oMath>
        <m:f>
          <m:fPr>
            <m:ctrlPr>
              <w:rPr>
                <w:rFonts w:ascii="Cambria Math" w:hAnsi="Cambria Math"/>
              </w:rPr>
            </m:ctrlPr>
          </m:fPr>
          <m:num>
            <m:r>
              <w:rPr>
                <w:rFonts w:ascii="Cambria Math" w:eastAsia="Cambria Math" w:hAnsi="Cambria Math" w:cs="Cambria Math"/>
              </w:rPr>
              <m:t>Tmax</m:t>
            </m:r>
            <m:r>
              <w:rPr>
                <w:rFonts w:ascii="Cambria Math" w:eastAsia="Cambria Math" w:hAnsi="Cambria Math" w:cs="Cambria Math"/>
              </w:rPr>
              <m:t>-</m:t>
            </m:r>
            <m:r>
              <w:rPr>
                <w:rFonts w:ascii="Cambria Math" w:eastAsia="Cambria Math" w:hAnsi="Cambria Math" w:cs="Cambria Math"/>
              </w:rPr>
              <m:t>Tmin</m:t>
            </m:r>
          </m:num>
          <m:den>
            <m:r>
              <w:rPr>
                <w:rFonts w:ascii="Cambria Math" w:eastAsia="Cambria Math" w:hAnsi="Cambria Math" w:cs="Cambria Math"/>
              </w:rPr>
              <m:t>2</m:t>
            </m:r>
          </m:den>
        </m:f>
        <m:r>
          <w:rPr>
            <w:rFonts w:ascii="Cambria Math" w:eastAsia="Cambria Math" w:hAnsi="Cambria Math" w:cs="Cambria Math"/>
          </w:rPr>
          <m:t xml:space="preserve"> </m:t>
        </m:r>
      </m:oMath>
      <w:r w:rsidR="00A63CF4">
        <w:t>is the amplitude of the temperature variation.</w:t>
      </w:r>
    </w:p>
    <w:p w14:paraId="71873147" w14:textId="61195297" w:rsidR="00A63CF4" w:rsidRDefault="00A63CF4" w:rsidP="001725D8">
      <w:pPr>
        <w:pStyle w:val="Heading3"/>
        <w:numPr>
          <w:ilvl w:val="0"/>
          <w:numId w:val="3"/>
        </w:numPr>
      </w:pPr>
      <w:r>
        <w:t>f is the frequency, which determines the length of the temperature cycle (24 hours in this case)</w:t>
      </w:r>
    </w:p>
    <w:p w14:paraId="6A7A5F03" w14:textId="7F59D743" w:rsidR="00A63CF4" w:rsidRDefault="00A63CF4" w:rsidP="001725D8">
      <w:pPr>
        <w:pStyle w:val="Heading3"/>
        <w:numPr>
          <w:ilvl w:val="0"/>
          <w:numId w:val="3"/>
        </w:numPr>
      </w:pPr>
      <w:r>
        <w:t xml:space="preserve">φ is the phase shift, which determines the starting point of the temperature cycle. </w:t>
      </w:r>
      <w:proofErr w:type="gramStart"/>
      <w:r>
        <w:t>i.e.</w:t>
      </w:r>
      <w:proofErr w:type="gramEnd"/>
      <w:r>
        <w:t xml:space="preserve"> at 0</w:t>
      </w:r>
      <w:ins w:id="21" w:author="Craig Parker" w:date="2023-08-11T15:04:00Z">
        <w:r w:rsidR="00103BB2">
          <w:t>,</w:t>
        </w:r>
      </w:ins>
      <w:r>
        <w:t xml:space="preserve"> i</w:t>
      </w:r>
      <w:r w:rsidR="000A796F">
        <w:t>t</w:t>
      </w:r>
      <w:r>
        <w:t xml:space="preserve"> equates to the temperature being T mean at midnight</w:t>
      </w:r>
      <w:r w:rsidR="000F51AD">
        <w:t xml:space="preserve">. </w:t>
      </w:r>
      <w:r w:rsidR="001725D8">
        <w:t xml:space="preserve">Allows </w:t>
      </w:r>
      <w:del w:id="22" w:author="Craig Parker" w:date="2023-08-11T15:04:00Z">
        <w:r w:rsidR="001725D8" w:rsidDel="00103BB2">
          <w:delText xml:space="preserve">for </w:delText>
        </w:r>
      </w:del>
      <w:r w:rsidR="001725D8">
        <w:t xml:space="preserve">modelling heat exposure at a specific </w:t>
      </w:r>
      <w:proofErr w:type="gramStart"/>
      <w:r w:rsidR="001725D8">
        <w:t>time(</w:t>
      </w:r>
      <w:proofErr w:type="spellStart"/>
      <w:proofErr w:type="gramEnd"/>
      <w:r w:rsidR="001725D8">
        <w:t>e.g</w:t>
      </w:r>
      <w:proofErr w:type="spellEnd"/>
      <w:r w:rsidR="001725D8">
        <w:t xml:space="preserve"> from the three hours after </w:t>
      </w:r>
      <w:proofErr w:type="spellStart"/>
      <w:r w:rsidR="001725D8">
        <w:t>Tmax</w:t>
      </w:r>
      <w:proofErr w:type="spellEnd"/>
      <w:r w:rsidR="001725D8">
        <w:t>, etc.)</w:t>
      </w:r>
    </w:p>
    <w:p w14:paraId="7369F7D9" w14:textId="11501C55" w:rsidR="00A63CF4" w:rsidRDefault="00293631" w:rsidP="001725D8">
      <w:pPr>
        <w:pStyle w:val="Heading3"/>
        <w:numPr>
          <w:ilvl w:val="0"/>
          <w:numId w:val="3"/>
        </w:numPr>
      </w:pPr>
      <w:proofErr w:type="spellStart"/>
      <w:r>
        <w:t>Tmean</w:t>
      </w:r>
      <w:proofErr w:type="spellEnd"/>
      <w:r w:rsidR="00A63CF4">
        <w:t xml:space="preserve"> is the average temperature </w:t>
      </w:r>
      <w:r>
        <w:t>for a given</w:t>
      </w:r>
      <w:r w:rsidR="00A63CF4">
        <w:t xml:space="preserve"> day</w:t>
      </w:r>
      <w:r w:rsidR="009F3945">
        <w:t>.</w:t>
      </w:r>
    </w:p>
    <w:p w14:paraId="5A33E49C" w14:textId="1B292681" w:rsidR="009F3945" w:rsidRDefault="009F3945" w:rsidP="009F3945">
      <w:pPr>
        <w:pStyle w:val="Heading3"/>
        <w:numPr>
          <w:ilvl w:val="0"/>
          <w:numId w:val="3"/>
        </w:numPr>
      </w:pPr>
      <w:r>
        <w:t xml:space="preserve">All temperature variables could be substituted with existing heat indices, </w:t>
      </w:r>
      <w:del w:id="23" w:author="Craig Parker" w:date="2023-08-11T15:04:00Z">
        <w:r w:rsidDel="00103BB2">
          <w:delText>to include</w:delText>
        </w:r>
      </w:del>
      <w:ins w:id="24" w:author="Craig Parker" w:date="2023-08-11T15:04:00Z">
        <w:r w:rsidR="00103BB2">
          <w:t>including</w:t>
        </w:r>
      </w:ins>
      <w:r>
        <w:t xml:space="preserve"> humidity/wind speed etc.</w:t>
      </w:r>
    </w:p>
    <w:p w14:paraId="2B05725F" w14:textId="2C8062B9" w:rsidR="001725D8" w:rsidRDefault="001725D8" w:rsidP="001725D8">
      <w:pPr>
        <w:pStyle w:val="Heading2"/>
      </w:pPr>
      <w:r>
        <w:t>Modelling Cumulative Heat Exposure</w:t>
      </w:r>
    </w:p>
    <w:p w14:paraId="5135EB89" w14:textId="1893BE4C" w:rsidR="001725D8" w:rsidRDefault="001725D8" w:rsidP="001725D8">
      <w:pPr>
        <w:pStyle w:val="Heading3"/>
      </w:pPr>
      <w:r>
        <w:t>Option 1: Sum Area Under the Curve</w:t>
      </w:r>
    </w:p>
    <w:p w14:paraId="304DCFB0" w14:textId="34BF8930" w:rsidR="001725D8" w:rsidRDefault="001725D8" w:rsidP="001725D8">
      <w:pPr>
        <w:pStyle w:val="Heading4"/>
      </w:pPr>
      <w:r>
        <w:t>Easily performed in pytho</w:t>
      </w:r>
      <w:r w:rsidR="009F3945">
        <w:t>n, takes inputs as above</w:t>
      </w:r>
      <w:r w:rsidR="00DD651F">
        <w:t xml:space="preserve"> or actual hourly temperature data</w:t>
      </w:r>
      <w:r w:rsidR="009F3945">
        <w:t>, and returns heat exposure units for a given day.</w:t>
      </w:r>
    </w:p>
    <w:p w14:paraId="28891AC5" w14:textId="28CB679C" w:rsidR="001725D8" w:rsidRDefault="001725D8" w:rsidP="001725D8">
      <w:pPr>
        <w:pStyle w:val="Heading3"/>
      </w:pPr>
      <w:r>
        <w:t>Option 2: Indefinite Integral</w:t>
      </w:r>
    </w:p>
    <w:p w14:paraId="27185F94" w14:textId="54210D9F" w:rsidR="0091321A" w:rsidRPr="001725D8" w:rsidRDefault="00431FFE" w:rsidP="0091321A">
      <w:pPr>
        <w:pStyle w:val="Heading4"/>
      </w:pPr>
      <m:oMath>
        <m:r>
          <w:rPr>
            <w:rFonts w:ascii="Cambria Math" w:hAnsi="Cambria Math"/>
          </w:rPr>
          <m:t>Texp</m:t>
        </m:r>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d>
              <m:dPr>
                <m:ctrlPr>
                  <w:rPr>
                    <w:rFonts w:ascii="Cambria Math" w:eastAsia="Cambria Math" w:hAnsi="Cambria Math" w:cs="Cambria Math"/>
                  </w:rPr>
                </m:ctrlPr>
              </m:dPr>
              <m:e>
                <m:r>
                  <w:rPr>
                    <w:rFonts w:ascii="Cambria Math" w:eastAsia="Cambria Math" w:hAnsi="Cambria Math" w:cs="Cambria Math"/>
                  </w:rPr>
                  <m:t>α*</m:t>
                </m:r>
                <m:f>
                  <m:fPr>
                    <m:ctrlPr>
                      <w:rPr>
                        <w:rFonts w:ascii="Cambria Math" w:hAnsi="Cambria Math"/>
                      </w:rPr>
                    </m:ctrlPr>
                  </m:fPr>
                  <m:num>
                    <m:r>
                      <w:rPr>
                        <w:rFonts w:ascii="Cambria Math" w:eastAsia="Cambria Math" w:hAnsi="Cambria Math" w:cs="Cambria Math"/>
                      </w:rPr>
                      <m:t>Tmax-Tmin</m:t>
                    </m:r>
                  </m:num>
                  <m:den>
                    <m:r>
                      <w:rPr>
                        <w:rFonts w:ascii="Cambria Math" w:eastAsia="Cambria Math" w:hAnsi="Cambria Math" w:cs="Cambria Math"/>
                      </w:rPr>
                      <m:t>2</m:t>
                    </m:r>
                  </m:den>
                </m:f>
                <m:ctrlPr>
                  <w:rPr>
                    <w:rFonts w:ascii="Cambria Math" w:hAnsi="Cambria Math"/>
                  </w:rPr>
                </m:ctrlPr>
              </m:e>
            </m:d>
            <m:func>
              <m:funcPr>
                <m:ctrlPr>
                  <w:rPr>
                    <w:rFonts w:ascii="Cambria Math" w:hAnsi="Cambria Math"/>
                  </w:rPr>
                </m:ctrlPr>
              </m:funcPr>
              <m:fName>
                <m:r>
                  <w:rPr>
                    <w:rFonts w:ascii="Cambria Math" w:eastAsia="Cambria Math" w:hAnsi="Cambria Math" w:cs="Cambria Math"/>
                  </w:rPr>
                  <m:t>cos</m:t>
                </m:r>
              </m:fName>
              <m:e>
                <m:d>
                  <m:dPr>
                    <m:ctrlPr>
                      <w:rPr>
                        <w:rFonts w:ascii="Cambria Math" w:hAnsi="Cambria Math"/>
                        <w:i w:val="0"/>
                      </w:rPr>
                    </m:ctrlPr>
                  </m:dPr>
                  <m:e>
                    <m:r>
                      <w:rPr>
                        <w:rFonts w:ascii="Cambria Math" w:hAnsi="Cambria Math"/>
                      </w:rPr>
                      <m:t>2πft + φ</m:t>
                    </m:r>
                    <m:ctrlPr>
                      <w:rPr>
                        <w:rFonts w:ascii="Cambria Math" w:hAnsi="Cambria Math"/>
                      </w:rPr>
                    </m:ctrlPr>
                  </m:e>
                </m:d>
                <m:r>
                  <w:rPr>
                    <w:rFonts w:ascii="Cambria Math" w:hAnsi="Cambria Math"/>
                  </w:rPr>
                  <m:t xml:space="preserve"> </m:t>
                </m:r>
              </m:e>
            </m:func>
          </m:num>
          <m:den>
            <m:r>
              <w:rPr>
                <w:rFonts w:ascii="Cambria Math" w:hAnsi="Cambria Math"/>
              </w:rPr>
              <m:t>2πf</m:t>
            </m:r>
          </m:den>
        </m:f>
        <m:r>
          <w:rPr>
            <w:rFonts w:ascii="Cambria Math" w:hAnsi="Cambria Math"/>
          </w:rPr>
          <m:t>+Tmean*t+</m:t>
        </m:r>
        <m:f>
          <m:fPr>
            <m:ctrlPr>
              <w:rPr>
                <w:rFonts w:ascii="Cambria Math" w:hAnsi="Cambria Math"/>
              </w:rPr>
            </m:ctrlPr>
          </m:fPr>
          <m:num>
            <m:r>
              <w:rPr>
                <w:rFonts w:ascii="Cambria Math" w:hAnsi="Cambria Math"/>
              </w:rPr>
              <m:t>Tmax-Tmin</m:t>
            </m:r>
          </m:num>
          <m:den>
            <m:r>
              <w:rPr>
                <w:rFonts w:ascii="Cambria Math" w:hAnsi="Cambria Math"/>
              </w:rPr>
              <m:t>4πf</m:t>
            </m:r>
          </m:den>
        </m:f>
      </m:oMath>
    </w:p>
    <w:p w14:paraId="5585CB4D" w14:textId="2A8ABA17" w:rsidR="009F3945" w:rsidRDefault="00C10E21" w:rsidP="009F3945">
      <w:pPr>
        <w:pStyle w:val="Heading3"/>
        <w:numPr>
          <w:ilvl w:val="0"/>
          <w:numId w:val="3"/>
        </w:numPr>
      </w:pPr>
      <m:oMath>
        <m:nary>
          <m:naryPr>
            <m:limLoc m:val="subSup"/>
            <m:ctrlPr>
              <w:rPr>
                <w:rFonts w:ascii="Cambria Math" w:hAnsi="Cambria Math"/>
                <w:i/>
                <w:iCs/>
                <w:spacing w:val="6"/>
                <w:szCs w:val="22"/>
              </w:rPr>
            </m:ctrlPr>
          </m:naryPr>
          <m:sub>
            <m:r>
              <m:rPr>
                <m:sty m:val="p"/>
              </m:rPr>
              <w:rPr>
                <w:rFonts w:ascii="Cambria Math" w:hAnsi="Cambria Math"/>
              </w:rPr>
              <m:t>0</m:t>
            </m:r>
          </m:sub>
          <m:sup>
            <m:r>
              <m:rPr>
                <m:sty m:val="p"/>
              </m:rPr>
              <w:rPr>
                <w:rFonts w:ascii="Cambria Math" w:hAnsi="Cambria Math"/>
              </w:rPr>
              <m:t>t</m:t>
            </m:r>
          </m:sup>
          <m:e>
            <m:r>
              <m:rPr>
                <m:sty m:val="p"/>
              </m:rPr>
              <w:rPr>
                <w:rFonts w:ascii="Cambria Math" w:hAnsi="Cambria Math"/>
              </w:rPr>
              <m:t>Tdt</m:t>
            </m:r>
          </m:e>
        </m:nary>
      </m:oMath>
      <w:r w:rsidR="009F3945">
        <w:t xml:space="preserve"> represents the cumulative heat exposure over time t(hours)</w:t>
      </w:r>
      <w:r w:rsidR="00B45699">
        <w:t xml:space="preserve"> in Heat Exposure </w:t>
      </w:r>
      <w:proofErr w:type="gramStart"/>
      <w:r w:rsidR="00B45699">
        <w:t>Units</w:t>
      </w:r>
      <w:r w:rsidR="00576BC7">
        <w:t>(</w:t>
      </w:r>
      <w:proofErr w:type="gramEnd"/>
      <w:r w:rsidR="00576BC7">
        <w:t>HEU) where 1 HEU = 1</w:t>
      </w:r>
      <w:r w:rsidR="00576BC7">
        <w:sym w:font="Symbol" w:char="F0B0"/>
      </w:r>
      <w:r w:rsidR="00576BC7">
        <w:t xml:space="preserve">C for 1 hour in units </w:t>
      </w:r>
      <w:r w:rsidR="00576BC7">
        <w:sym w:font="Symbol" w:char="F0B0"/>
      </w:r>
      <w:r w:rsidR="00576BC7">
        <w:t>C</w:t>
      </w:r>
      <w:r w:rsidR="00576BC7">
        <w:sym w:font="Symbol" w:char="F0B7"/>
      </w:r>
      <w:r w:rsidR="00576BC7">
        <w:t>hour</w:t>
      </w:r>
    </w:p>
    <w:p w14:paraId="08D52404" w14:textId="77777777" w:rsidR="009F3945" w:rsidRDefault="009F3945" w:rsidP="009F3945">
      <w:pPr>
        <w:pStyle w:val="Heading3"/>
        <w:numPr>
          <w:ilvl w:val="0"/>
          <w:numId w:val="3"/>
        </w:numPr>
      </w:pPr>
      <m:oMath>
        <m:r>
          <w:rPr>
            <w:rFonts w:ascii="Cambria Math" w:eastAsia="Cambria Math" w:hAnsi="Cambria Math" w:cs="Cambria Math"/>
          </w:rPr>
          <m:t>α</m:t>
        </m:r>
      </m:oMath>
      <w:r>
        <w:t xml:space="preserve"> is the heat sensitivity factor, to include sex, age, BMI, clothing, occupation, pregnancy status, etc. Otherwise, reverts to average of 1 if not available.</w:t>
      </w:r>
    </w:p>
    <w:p w14:paraId="73D3552A" w14:textId="77777777" w:rsidR="009F3945" w:rsidRDefault="00C10E21" w:rsidP="009F3945">
      <w:pPr>
        <w:pStyle w:val="Heading3"/>
        <w:numPr>
          <w:ilvl w:val="0"/>
          <w:numId w:val="3"/>
        </w:numPr>
      </w:pPr>
      <m:oMath>
        <m:f>
          <m:fPr>
            <m:ctrlPr>
              <w:rPr>
                <w:rFonts w:ascii="Cambria Math" w:hAnsi="Cambria Math"/>
              </w:rPr>
            </m:ctrlPr>
          </m:fPr>
          <m:num>
            <m:r>
              <w:rPr>
                <w:rFonts w:ascii="Cambria Math" w:eastAsia="Cambria Math" w:hAnsi="Cambria Math" w:cs="Cambria Math"/>
              </w:rPr>
              <m:t>Tmax</m:t>
            </m:r>
            <m:r>
              <w:rPr>
                <w:rFonts w:ascii="Cambria Math" w:eastAsia="Cambria Math" w:hAnsi="Cambria Math" w:cs="Cambria Math"/>
              </w:rPr>
              <m:t>-</m:t>
            </m:r>
            <m:r>
              <w:rPr>
                <w:rFonts w:ascii="Cambria Math" w:eastAsia="Cambria Math" w:hAnsi="Cambria Math" w:cs="Cambria Math"/>
              </w:rPr>
              <m:t>Tmin</m:t>
            </m:r>
          </m:num>
          <m:den>
            <m:r>
              <w:rPr>
                <w:rFonts w:ascii="Cambria Math" w:eastAsia="Cambria Math" w:hAnsi="Cambria Math" w:cs="Cambria Math"/>
              </w:rPr>
              <m:t>2</m:t>
            </m:r>
          </m:den>
        </m:f>
        <m:r>
          <w:rPr>
            <w:rFonts w:ascii="Cambria Math" w:eastAsia="Cambria Math" w:hAnsi="Cambria Math" w:cs="Cambria Math"/>
          </w:rPr>
          <m:t xml:space="preserve"> </m:t>
        </m:r>
      </m:oMath>
      <w:r w:rsidR="009F3945">
        <w:t>is the amplitude of the temperature variation.</w:t>
      </w:r>
    </w:p>
    <w:p w14:paraId="0D771071" w14:textId="1AB323A3" w:rsidR="009F3945" w:rsidRDefault="009F3945" w:rsidP="009F3945">
      <w:pPr>
        <w:pStyle w:val="Heading3"/>
        <w:numPr>
          <w:ilvl w:val="0"/>
          <w:numId w:val="3"/>
        </w:numPr>
      </w:pPr>
      <w:r>
        <w:t>f is the frequency, which determines the length of the temperature cycle (1 cycle/per 24 hours in this case)</w:t>
      </w:r>
    </w:p>
    <w:p w14:paraId="2BBE6CFC" w14:textId="77777777" w:rsidR="009F3945" w:rsidRDefault="009F3945" w:rsidP="009F3945">
      <w:pPr>
        <w:pStyle w:val="Heading3"/>
        <w:numPr>
          <w:ilvl w:val="0"/>
          <w:numId w:val="3"/>
        </w:numPr>
      </w:pPr>
      <w:r>
        <w:lastRenderedPageBreak/>
        <w:t xml:space="preserve">φ is the phase shift, which determines the starting point of the temperature cycle. </w:t>
      </w:r>
      <w:proofErr w:type="gramStart"/>
      <w:r>
        <w:t>i.e.</w:t>
      </w:r>
      <w:proofErr w:type="gramEnd"/>
      <w:r>
        <w:t xml:space="preserve"> at 0 it equates to the temperature being T mean at midnight. Allows for modelling heat exposure at a specific </w:t>
      </w:r>
      <w:proofErr w:type="gramStart"/>
      <w:r>
        <w:t>time(</w:t>
      </w:r>
      <w:proofErr w:type="spellStart"/>
      <w:proofErr w:type="gramEnd"/>
      <w:r>
        <w:t>e.g</w:t>
      </w:r>
      <w:proofErr w:type="spellEnd"/>
      <w:r>
        <w:t xml:space="preserve"> from the three hours after </w:t>
      </w:r>
      <w:proofErr w:type="spellStart"/>
      <w:r>
        <w:t>Tmax</w:t>
      </w:r>
      <w:proofErr w:type="spellEnd"/>
      <w:r>
        <w:t>, etc.)</w:t>
      </w:r>
    </w:p>
    <w:p w14:paraId="4367C049" w14:textId="77777777" w:rsidR="009F3945" w:rsidRDefault="009F3945" w:rsidP="009F3945">
      <w:pPr>
        <w:pStyle w:val="Heading3"/>
        <w:numPr>
          <w:ilvl w:val="0"/>
          <w:numId w:val="3"/>
        </w:numPr>
      </w:pPr>
      <w:proofErr w:type="spellStart"/>
      <w:r>
        <w:t>Tmean</w:t>
      </w:r>
      <w:proofErr w:type="spellEnd"/>
      <w:r>
        <w:t xml:space="preserve"> is the average temperature for a given day.</w:t>
      </w:r>
    </w:p>
    <w:p w14:paraId="7E4887F5" w14:textId="0D63854E" w:rsidR="009F3945" w:rsidRDefault="009F3945" w:rsidP="009F3945">
      <w:pPr>
        <w:pStyle w:val="Heading3"/>
        <w:numPr>
          <w:ilvl w:val="0"/>
          <w:numId w:val="3"/>
        </w:numPr>
      </w:pPr>
      <w:r>
        <w:t xml:space="preserve">All temperature variables could be substituted with existing heat indices, </w:t>
      </w:r>
      <w:del w:id="25" w:author="Craig Parker" w:date="2023-08-11T15:06:00Z">
        <w:r w:rsidDel="00103BB2">
          <w:delText>to include</w:delText>
        </w:r>
      </w:del>
      <w:ins w:id="26" w:author="Craig Parker" w:date="2023-08-11T15:06:00Z">
        <w:r w:rsidR="00103BB2">
          <w:t>including</w:t>
        </w:r>
      </w:ins>
      <w:r>
        <w:t xml:space="preserve"> humidity/wind speed etc.</w:t>
      </w:r>
    </w:p>
    <w:p w14:paraId="5BA553FF" w14:textId="4841C322" w:rsidR="0006085A" w:rsidRDefault="00C10E21" w:rsidP="009F3945">
      <w:pPr>
        <w:pStyle w:val="Heading3"/>
        <w:numPr>
          <w:ilvl w:val="0"/>
          <w:numId w:val="3"/>
        </w:numPr>
      </w:pPr>
      <m:oMath>
        <m:f>
          <m:fPr>
            <m:ctrlPr>
              <w:rPr>
                <w:rFonts w:ascii="Cambria Math" w:hAnsi="Cambria Math"/>
                <w:i/>
                <w:iCs/>
                <w:spacing w:val="6"/>
                <w:szCs w:val="22"/>
              </w:rPr>
            </m:ctrlPr>
          </m:fPr>
          <m:num>
            <m:r>
              <m:rPr>
                <m:sty m:val="p"/>
              </m:rPr>
              <w:rPr>
                <w:rFonts w:ascii="Cambria Math" w:hAnsi="Cambria Math"/>
              </w:rPr>
              <m:t>Tmax-Tmin</m:t>
            </m:r>
          </m:num>
          <m:den>
            <m:r>
              <m:rPr>
                <m:sty m:val="p"/>
              </m:rPr>
              <w:rPr>
                <w:rFonts w:ascii="Cambria Math" w:hAnsi="Cambria Math"/>
              </w:rPr>
              <m:t>4</m:t>
            </m:r>
            <m:r>
              <w:rPr>
                <w:rFonts w:ascii="Cambria Math" w:hAnsi="Cambria Math"/>
              </w:rPr>
              <m:t>πf</m:t>
            </m:r>
          </m:den>
        </m:f>
      </m:oMath>
      <w:r w:rsidR="0006085A">
        <w:rPr>
          <w:iCs/>
          <w:spacing w:val="6"/>
          <w:szCs w:val="22"/>
        </w:rPr>
        <w:t xml:space="preserve"> represents the constant of integration </w:t>
      </w:r>
    </w:p>
    <w:p w14:paraId="56E469FC" w14:textId="55426FDF" w:rsidR="001725D8" w:rsidRDefault="001725D8" w:rsidP="001725D8">
      <w:pPr>
        <w:pStyle w:val="Heading4"/>
      </w:pPr>
      <w:r>
        <w:t>Allows for model</w:t>
      </w:r>
      <w:r w:rsidR="00CB5862">
        <w:t>ling</w:t>
      </w:r>
      <w:r>
        <w:t xml:space="preserve"> of predicted heat exposure</w:t>
      </w:r>
      <w:r w:rsidR="00CB5862">
        <w:t>.</w:t>
      </w:r>
    </w:p>
    <w:p w14:paraId="517AD481" w14:textId="520DB7BD" w:rsidR="00E556F0" w:rsidRDefault="00E556F0" w:rsidP="00E556F0">
      <w:pPr>
        <w:pStyle w:val="Heading1"/>
      </w:pPr>
      <w:r>
        <w:t>Use Cases</w:t>
      </w:r>
    </w:p>
    <w:p w14:paraId="2C26438B" w14:textId="5E3C0150" w:rsidR="00E556F0" w:rsidRDefault="00E556F0" w:rsidP="00E556F0">
      <w:pPr>
        <w:pStyle w:val="Heading2"/>
      </w:pPr>
      <w:r>
        <w:t>Allows for more accurate quantification of cumulative long-term and short-term heat exposure in observational studies examining the effects of heat exposure on various short-term and long-term outcomes.</w:t>
      </w:r>
    </w:p>
    <w:p w14:paraId="34E01C0E" w14:textId="5CC76780" w:rsidR="00E556F0" w:rsidRDefault="00E556F0" w:rsidP="00E556F0">
      <w:pPr>
        <w:pStyle w:val="Heading2"/>
      </w:pPr>
      <w:r>
        <w:t xml:space="preserve">Allows for </w:t>
      </w:r>
      <w:ins w:id="27" w:author="Craig Parker" w:date="2023-08-11T15:06:00Z">
        <w:r w:rsidR="00103BB2">
          <w:t xml:space="preserve">the </w:t>
        </w:r>
      </w:ins>
      <w:r>
        <w:t xml:space="preserve">development of </w:t>
      </w:r>
      <w:del w:id="28" w:author="Craig Parker" w:date="2023-08-11T15:06:00Z">
        <w:r w:rsidDel="00103BB2">
          <w:delText xml:space="preserve">personalized </w:delText>
        </w:r>
      </w:del>
      <w:proofErr w:type="spellStart"/>
      <w:ins w:id="29" w:author="Craig Parker" w:date="2023-08-11T15:06:00Z">
        <w:r w:rsidR="00103BB2">
          <w:t>personalised</w:t>
        </w:r>
        <w:proofErr w:type="spellEnd"/>
        <w:r w:rsidR="00103BB2">
          <w:t xml:space="preserve"> </w:t>
        </w:r>
      </w:ins>
      <w:r>
        <w:t xml:space="preserve">heat early warning systems to predict heat exposure for any given </w:t>
      </w:r>
      <w:proofErr w:type="gramStart"/>
      <w:r>
        <w:t>time period</w:t>
      </w:r>
      <w:proofErr w:type="gramEnd"/>
      <w:del w:id="30" w:author="Craig Parker" w:date="2023-08-11T15:06:00Z">
        <w:r w:rsidDel="00103BB2">
          <w:delText>,</w:delText>
        </w:r>
      </w:del>
      <w:r>
        <w:t xml:space="preserve"> in any given person adjusted for personal factors. Thresholds would likely vary over time, but would ideally be the same for all individuals, with the heat exposure equation adjusting for differences in individual sensitivity. This allows for easy and effective public health communication regarding heat </w:t>
      </w:r>
      <w:proofErr w:type="gramStart"/>
      <w:r>
        <w:t>waves, and</w:t>
      </w:r>
      <w:proofErr w:type="gramEnd"/>
      <w:r>
        <w:t xml:space="preserve"> increasing heat exposure.</w:t>
      </w:r>
    </w:p>
    <w:p w14:paraId="65760A50" w14:textId="7C5E1EA2" w:rsidR="00CB5862" w:rsidRDefault="00CB5862" w:rsidP="00CB5862">
      <w:pPr>
        <w:pStyle w:val="Heading2"/>
      </w:pPr>
      <w:r>
        <w:t xml:space="preserve">Broad application across disciplines with uses in occupational </w:t>
      </w:r>
      <w:proofErr w:type="gramStart"/>
      <w:r>
        <w:t>settings(</w:t>
      </w:r>
      <w:proofErr w:type="gramEnd"/>
      <w:r>
        <w:t>e.g. miners, farm workers), public health research(observational and intervention studies), and agricultural fields(e.g. dairy cattle).</w:t>
      </w:r>
    </w:p>
    <w:p w14:paraId="06CD2E25" w14:textId="38D5BBD9" w:rsidR="00B413B2" w:rsidRDefault="00B413B2" w:rsidP="00B413B2">
      <w:pPr>
        <w:pStyle w:val="Heading1"/>
      </w:pPr>
      <w:r>
        <w:t>Figures</w:t>
      </w:r>
    </w:p>
    <w:p w14:paraId="2FEA760A" w14:textId="4E56CE1D" w:rsidR="00B413B2" w:rsidRDefault="00B413B2" w:rsidP="00B413B2">
      <w:pPr>
        <w:pStyle w:val="Heading2"/>
      </w:pPr>
      <w:r>
        <w:lastRenderedPageBreak/>
        <w:t>Current Temperature Metrics Used, (Heat Indices are just variations on these values)</w:t>
      </w:r>
      <w:r>
        <w:rPr>
          <w:noProof/>
        </w:rPr>
        <w:drawing>
          <wp:inline distT="0" distB="0" distL="0" distR="0" wp14:anchorId="732DFDBB" wp14:editId="35B943C7">
            <wp:extent cx="4940300" cy="3975100"/>
            <wp:effectExtent l="0" t="0" r="0" b="0"/>
            <wp:docPr id="1048717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17608" name="Picture 10487176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0300" cy="3975100"/>
                    </a:xfrm>
                    <a:prstGeom prst="rect">
                      <a:avLst/>
                    </a:prstGeom>
                  </pic:spPr>
                </pic:pic>
              </a:graphicData>
            </a:graphic>
          </wp:inline>
        </w:drawing>
      </w:r>
    </w:p>
    <w:p w14:paraId="74720AC5" w14:textId="19973540" w:rsidR="00B413B2" w:rsidRDefault="00B413B2" w:rsidP="00B413B2">
      <w:pPr>
        <w:pStyle w:val="Heading2"/>
      </w:pPr>
      <w:r>
        <w:rPr>
          <w:noProof/>
        </w:rPr>
        <w:drawing>
          <wp:anchor distT="0" distB="0" distL="114300" distR="114300" simplePos="0" relativeHeight="251658240" behindDoc="0" locked="0" layoutInCell="1" allowOverlap="1" wp14:anchorId="63530A25" wp14:editId="64F4F4AC">
            <wp:simplePos x="0" y="0"/>
            <wp:positionH relativeFrom="column">
              <wp:posOffset>457200</wp:posOffset>
            </wp:positionH>
            <wp:positionV relativeFrom="paragraph">
              <wp:posOffset>184150</wp:posOffset>
            </wp:positionV>
            <wp:extent cx="4940300" cy="3975100"/>
            <wp:effectExtent l="0" t="0" r="0" b="0"/>
            <wp:wrapSquare wrapText="bothSides"/>
            <wp:docPr id="44560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0504" name="Picture 445605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40300" cy="3975100"/>
                    </a:xfrm>
                    <a:prstGeom prst="rect">
                      <a:avLst/>
                    </a:prstGeom>
                  </pic:spPr>
                </pic:pic>
              </a:graphicData>
            </a:graphic>
            <wp14:sizeRelH relativeFrom="page">
              <wp14:pctWidth>0</wp14:pctWidth>
            </wp14:sizeRelH>
            <wp14:sizeRelV relativeFrom="page">
              <wp14:pctHeight>0</wp14:pctHeight>
            </wp14:sizeRelV>
          </wp:anchor>
        </w:drawing>
      </w:r>
      <w:r>
        <w:t xml:space="preserve">Area Under </w:t>
      </w:r>
      <w:proofErr w:type="gramStart"/>
      <w:r>
        <w:t>The</w:t>
      </w:r>
      <w:proofErr w:type="gramEnd"/>
      <w:r>
        <w:t xml:space="preserve"> Curve </w:t>
      </w:r>
      <w:proofErr w:type="spellStart"/>
      <w:r>
        <w:t>Visualisation</w:t>
      </w:r>
      <w:proofErr w:type="spellEnd"/>
    </w:p>
    <w:p w14:paraId="7169E96A" w14:textId="1F0CBB33" w:rsidR="00DD651F" w:rsidRDefault="00DD651F" w:rsidP="00B413B2">
      <w:pPr>
        <w:pStyle w:val="Heading2"/>
      </w:pPr>
      <w:r>
        <w:t>Standard UTCI</w:t>
      </w:r>
      <w:r w:rsidR="008B15A4">
        <w:t xml:space="preserve"> Static</w:t>
      </w:r>
      <w:r>
        <w:t xml:space="preserve"> Exposure Thresholds</w:t>
      </w:r>
    </w:p>
    <w:p w14:paraId="762B77C4" w14:textId="6E31F847" w:rsidR="008B15A4" w:rsidRDefault="008B15A4" w:rsidP="008B15A4">
      <w:pPr>
        <w:pStyle w:val="Heading3"/>
      </w:pPr>
      <w:r>
        <w:t>Static Thresholds</w:t>
      </w:r>
    </w:p>
    <w:p w14:paraId="62248749" w14:textId="0084236B" w:rsidR="008B15A4" w:rsidRDefault="008B15A4" w:rsidP="008B15A4">
      <w:pPr>
        <w:pStyle w:val="Heading3"/>
        <w:numPr>
          <w:ilvl w:val="0"/>
          <w:numId w:val="0"/>
        </w:numPr>
        <w:ind w:left="1080"/>
      </w:pPr>
      <w:r>
        <w:rPr>
          <w:noProof/>
        </w:rPr>
        <w:lastRenderedPageBreak/>
        <w:drawing>
          <wp:inline distT="0" distB="0" distL="0" distR="0" wp14:anchorId="684F68EE" wp14:editId="7EFAA256">
            <wp:extent cx="5274945" cy="3956050"/>
            <wp:effectExtent l="0" t="0" r="0" b="6350"/>
            <wp:docPr id="2136798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98709" name="Picture 21367987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945" cy="3956050"/>
                    </a:xfrm>
                    <a:prstGeom prst="rect">
                      <a:avLst/>
                    </a:prstGeom>
                  </pic:spPr>
                </pic:pic>
              </a:graphicData>
            </a:graphic>
          </wp:inline>
        </w:drawing>
      </w:r>
    </w:p>
    <w:p w14:paraId="04EB1EF2" w14:textId="37188D4E" w:rsidR="008B15A4" w:rsidRDefault="008B15A4" w:rsidP="008B15A4">
      <w:pPr>
        <w:pStyle w:val="Heading3"/>
      </w:pPr>
      <w:r>
        <w:t xml:space="preserve">Animated with typical temperature variation over </w:t>
      </w:r>
      <w:proofErr w:type="gramStart"/>
      <w:r>
        <w:t>two day</w:t>
      </w:r>
      <w:proofErr w:type="gramEnd"/>
      <w:r>
        <w:t xml:space="preserve"> period</w:t>
      </w:r>
      <w:r>
        <w:rPr>
          <w:noProof/>
        </w:rPr>
        <w:drawing>
          <wp:inline distT="0" distB="0" distL="0" distR="0" wp14:anchorId="43F1B949" wp14:editId="276CB4BB">
            <wp:extent cx="5274945" cy="3956050"/>
            <wp:effectExtent l="0" t="0" r="0" b="6350"/>
            <wp:docPr id="109828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89784" name="Picture 10982897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945" cy="3956050"/>
                    </a:xfrm>
                    <a:prstGeom prst="rect">
                      <a:avLst/>
                    </a:prstGeom>
                  </pic:spPr>
                </pic:pic>
              </a:graphicData>
            </a:graphic>
          </wp:inline>
        </w:drawing>
      </w:r>
    </w:p>
    <w:p w14:paraId="379FE3B5" w14:textId="61FFFCDE" w:rsidR="008B15A4" w:rsidRDefault="008B15A4" w:rsidP="00DD651F">
      <w:pPr>
        <w:pStyle w:val="Heading2"/>
      </w:pPr>
      <w:r>
        <w:t>Logarithmic UTCI-based Cumulative Heat Exposure Thresholds</w:t>
      </w:r>
    </w:p>
    <w:p w14:paraId="615E40CA" w14:textId="301C0FB4" w:rsidR="008B15A4" w:rsidRDefault="008B15A4" w:rsidP="008B15A4">
      <w:pPr>
        <w:pStyle w:val="Heading3"/>
      </w:pPr>
      <w:r>
        <w:lastRenderedPageBreak/>
        <w:t>Static Cumulative Heat Exposure Thresholds</w:t>
      </w:r>
      <w:r>
        <w:rPr>
          <w:noProof/>
        </w:rPr>
        <w:drawing>
          <wp:inline distT="0" distB="0" distL="0" distR="0" wp14:anchorId="3F93288F" wp14:editId="74E53BBE">
            <wp:extent cx="5274945" cy="4220210"/>
            <wp:effectExtent l="0" t="0" r="0" b="0"/>
            <wp:docPr id="1133897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97277" name="Picture 1133897277"/>
                    <pic:cNvPicPr/>
                  </pic:nvPicPr>
                  <pic:blipFill>
                    <a:blip r:embed="rId21">
                      <a:extLst>
                        <a:ext uri="{28A0092B-C50C-407E-A947-70E740481C1C}">
                          <a14:useLocalDpi xmlns:a14="http://schemas.microsoft.com/office/drawing/2010/main" val="0"/>
                        </a:ext>
                      </a:extLst>
                    </a:blip>
                    <a:stretch>
                      <a:fillRect/>
                    </a:stretch>
                  </pic:blipFill>
                  <pic:spPr>
                    <a:xfrm>
                      <a:off x="0" y="0"/>
                      <a:ext cx="5274945" cy="4220210"/>
                    </a:xfrm>
                    <a:prstGeom prst="rect">
                      <a:avLst/>
                    </a:prstGeom>
                  </pic:spPr>
                </pic:pic>
              </a:graphicData>
            </a:graphic>
          </wp:inline>
        </w:drawing>
      </w:r>
    </w:p>
    <w:p w14:paraId="768E4838" w14:textId="5537927C" w:rsidR="008B15A4" w:rsidRDefault="008B15A4" w:rsidP="008B15A4">
      <w:pPr>
        <w:pStyle w:val="Heading3"/>
      </w:pPr>
      <w:r>
        <w:t xml:space="preserve">Animation of Cumulative Heat Exposure Thresholds </w:t>
      </w:r>
      <w:r w:rsidR="00260A3B">
        <w:t>over two days</w:t>
      </w:r>
      <w:r>
        <w:rPr>
          <w:noProof/>
        </w:rPr>
        <w:drawing>
          <wp:inline distT="0" distB="0" distL="0" distR="0" wp14:anchorId="4D676A43" wp14:editId="2BC8D4A3">
            <wp:extent cx="5274945" cy="3956050"/>
            <wp:effectExtent l="0" t="0" r="0" b="6350"/>
            <wp:docPr id="1054241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41895" name="Picture 10542418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945" cy="3956050"/>
                    </a:xfrm>
                    <a:prstGeom prst="rect">
                      <a:avLst/>
                    </a:prstGeom>
                  </pic:spPr>
                </pic:pic>
              </a:graphicData>
            </a:graphic>
          </wp:inline>
        </w:drawing>
      </w:r>
    </w:p>
    <w:p w14:paraId="11628198" w14:textId="13A77374" w:rsidR="008B15A4" w:rsidRDefault="00F55C11" w:rsidP="008B15A4">
      <w:pPr>
        <w:pStyle w:val="Heading3"/>
      </w:pPr>
      <w:r>
        <w:lastRenderedPageBreak/>
        <w:t>Dynamic Animation of Cumulative Heat Exposure Thresholds over previous t</w:t>
      </w:r>
      <w:r w:rsidR="00A52202">
        <w:t xml:space="preserve"> hours</w:t>
      </w:r>
      <w:r>
        <w:t xml:space="preserve"> over two days</w:t>
      </w:r>
      <w:r>
        <w:rPr>
          <w:noProof/>
        </w:rPr>
        <w:drawing>
          <wp:inline distT="0" distB="0" distL="0" distR="0" wp14:anchorId="5242521E" wp14:editId="35BB23F7">
            <wp:extent cx="5274945" cy="3956050"/>
            <wp:effectExtent l="0" t="0" r="0" b="6350"/>
            <wp:docPr id="1641199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9284" name="Picture 16411992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945" cy="3956050"/>
                    </a:xfrm>
                    <a:prstGeom prst="rect">
                      <a:avLst/>
                    </a:prstGeom>
                  </pic:spPr>
                </pic:pic>
              </a:graphicData>
            </a:graphic>
          </wp:inline>
        </w:drawing>
      </w:r>
    </w:p>
    <w:p w14:paraId="69C9BD74" w14:textId="3160BE4A" w:rsidR="00DD651F" w:rsidRDefault="00DD651F" w:rsidP="00A52202">
      <w:pPr>
        <w:pStyle w:val="Heading2"/>
        <w:numPr>
          <w:ilvl w:val="0"/>
          <w:numId w:val="0"/>
        </w:numPr>
      </w:pPr>
    </w:p>
    <w:sectPr w:rsidR="00DD651F">
      <w:footerReference w:type="default" r:id="rId24"/>
      <w:pgSz w:w="11907" w:h="16839" w:code="9"/>
      <w:pgMar w:top="1440" w:right="1800" w:bottom="1080" w:left="180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loria Maimela" w:date="2023-08-11T10:53:00Z" w:initials="GM">
    <w:p w14:paraId="1FBBC724" w14:textId="77777777" w:rsidR="00895EDA" w:rsidRDefault="00895EDA" w:rsidP="00526B1C">
      <w:pPr>
        <w:pStyle w:val="CommentText"/>
        <w:ind w:left="0"/>
      </w:pPr>
      <w:r>
        <w:rPr>
          <w:rStyle w:val="CommentReference"/>
        </w:rPr>
        <w:annotationRef/>
      </w:r>
      <w:r>
        <w:rPr>
          <w:color w:val="707070"/>
          <w:lang w:val="en-ZA"/>
        </w:rPr>
        <w:t>What about age, sex, health status, use of chronic meds etc?</w:t>
      </w:r>
    </w:p>
  </w:comment>
  <w:comment w:id="10" w:author="Gloria Maimela" w:date="2023-08-11T10:55:00Z" w:initials="GM">
    <w:p w14:paraId="0DF6897C" w14:textId="10A27B2F" w:rsidR="00895EDA" w:rsidRDefault="00895EDA" w:rsidP="00917466">
      <w:pPr>
        <w:pStyle w:val="CommentText"/>
        <w:ind w:left="0"/>
      </w:pPr>
      <w:r>
        <w:rPr>
          <w:rStyle w:val="CommentReference"/>
        </w:rPr>
        <w:annotationRef/>
      </w:r>
      <w:r>
        <w:rPr>
          <w:lang w:val="en-ZA"/>
        </w:rPr>
        <w:t>Is that all the literature there is on this topic?</w:t>
      </w:r>
    </w:p>
  </w:comment>
  <w:comment w:id="18" w:author="Gloria Maimela" w:date="2023-08-11T10:56:00Z" w:initials="GM">
    <w:p w14:paraId="6B15AFCB" w14:textId="77777777" w:rsidR="00895EDA" w:rsidRDefault="00895EDA" w:rsidP="005E0033">
      <w:pPr>
        <w:pStyle w:val="CommentText"/>
        <w:ind w:left="0"/>
      </w:pPr>
      <w:r>
        <w:rPr>
          <w:rStyle w:val="CommentReference"/>
        </w:rPr>
        <w:annotationRef/>
      </w:r>
      <w:r>
        <w:rPr>
          <w:lang w:val="en-ZA"/>
        </w:rPr>
        <w:t>great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BBC724" w15:done="0"/>
  <w15:commentEx w15:paraId="0DF6897C" w15:done="0"/>
  <w15:commentEx w15:paraId="6B15AF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8091BB" w16cex:dateUtc="2023-08-11T08:53:00Z"/>
  <w16cex:commentExtensible w16cex:durableId="2880921C" w16cex:dateUtc="2023-08-11T08:55:00Z"/>
  <w16cex:commentExtensible w16cex:durableId="28809262" w16cex:dateUtc="2023-08-11T08: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BBC724" w16cid:durableId="288091BB"/>
  <w16cid:commentId w16cid:paraId="0DF6897C" w16cid:durableId="2880921C"/>
  <w16cid:commentId w16cid:paraId="6B15AFCB" w16cid:durableId="288092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1D837" w14:textId="77777777" w:rsidR="002867CF" w:rsidRDefault="002867CF">
      <w:pPr>
        <w:spacing w:after="0" w:line="240" w:lineRule="auto"/>
      </w:pPr>
      <w:r>
        <w:separator/>
      </w:r>
    </w:p>
    <w:p w14:paraId="6390A8FE" w14:textId="77777777" w:rsidR="002867CF" w:rsidRDefault="002867CF"/>
  </w:endnote>
  <w:endnote w:type="continuationSeparator" w:id="0">
    <w:p w14:paraId="609F5DE3" w14:textId="77777777" w:rsidR="002867CF" w:rsidRDefault="002867CF">
      <w:pPr>
        <w:spacing w:after="0" w:line="240" w:lineRule="auto"/>
      </w:pPr>
      <w:r>
        <w:continuationSeparator/>
      </w:r>
    </w:p>
    <w:p w14:paraId="5CE1C8B8" w14:textId="77777777" w:rsidR="002867CF" w:rsidRDefault="002867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B6C24" w14:textId="77777777" w:rsidR="001C09C1" w:rsidRDefault="008C237E">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F5C22" w14:textId="77777777" w:rsidR="002867CF" w:rsidRDefault="002867CF">
      <w:pPr>
        <w:spacing w:after="0" w:line="240" w:lineRule="auto"/>
      </w:pPr>
      <w:r>
        <w:separator/>
      </w:r>
    </w:p>
    <w:p w14:paraId="21AE6CBB" w14:textId="77777777" w:rsidR="002867CF" w:rsidRDefault="002867CF"/>
  </w:footnote>
  <w:footnote w:type="continuationSeparator" w:id="0">
    <w:p w14:paraId="5031ED22" w14:textId="77777777" w:rsidR="002867CF" w:rsidRDefault="002867CF">
      <w:pPr>
        <w:spacing w:after="0" w:line="240" w:lineRule="auto"/>
      </w:pPr>
      <w:r>
        <w:continuationSeparator/>
      </w:r>
    </w:p>
    <w:p w14:paraId="266321E5" w14:textId="77777777" w:rsidR="002867CF" w:rsidRDefault="002867C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565D0"/>
    <w:multiLevelType w:val="multilevel"/>
    <w:tmpl w:val="D6E81BDE"/>
    <w:lvl w:ilvl="0">
      <w:start w:val="1"/>
      <w:numFmt w:val="decimal"/>
      <w:lvlText w:val="%1."/>
      <w:lvlJc w:val="left"/>
      <w:pPr>
        <w:ind w:left="720" w:hanging="360"/>
      </w:pPr>
      <w:rPr>
        <w:rFonts w:hint="default"/>
      </w:rPr>
    </w:lvl>
    <w:lvl w:ilvl="1">
      <w:start w:val="1"/>
      <w:numFmt w:val="upp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righ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right"/>
      <w:pPr>
        <w:ind w:left="3600" w:hanging="360"/>
      </w:pPr>
      <w:rPr>
        <w:rFonts w:hint="default"/>
      </w:rPr>
    </w:lvl>
  </w:abstractNum>
  <w:abstractNum w:abstractNumId="1"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2" w15:restartNumberingAfterBreak="0">
    <w:nsid w:val="7FB1044C"/>
    <w:multiLevelType w:val="hybridMultilevel"/>
    <w:tmpl w:val="5078794A"/>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313024200">
    <w:abstractNumId w:val="1"/>
  </w:num>
  <w:num w:numId="2" w16cid:durableId="265506968">
    <w:abstractNumId w:val="0"/>
  </w:num>
  <w:num w:numId="3" w16cid:durableId="169299850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Maimela">
    <w15:presenceInfo w15:providerId="AD" w15:userId="S::gkgosana@wrhi.ac.za::f2c17b0c-bf4f-4650-985a-8b4cb6de4329"/>
  </w15:person>
  <w15:person w15:author="Craig Parker">
    <w15:presenceInfo w15:providerId="AD" w15:userId="S::cparker@wrhi.ac.za::19165e5f-e0a1-47d4-a6ad-d22b768482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43D"/>
    <w:rsid w:val="0006085A"/>
    <w:rsid w:val="00081EE4"/>
    <w:rsid w:val="000A796F"/>
    <w:rsid w:val="000F51AD"/>
    <w:rsid w:val="00103BB2"/>
    <w:rsid w:val="001725D8"/>
    <w:rsid w:val="001C09C1"/>
    <w:rsid w:val="00260A3B"/>
    <w:rsid w:val="002867CF"/>
    <w:rsid w:val="00293631"/>
    <w:rsid w:val="002F443D"/>
    <w:rsid w:val="00312244"/>
    <w:rsid w:val="00431FFE"/>
    <w:rsid w:val="00576BC7"/>
    <w:rsid w:val="005B7A77"/>
    <w:rsid w:val="00612B78"/>
    <w:rsid w:val="00875CF8"/>
    <w:rsid w:val="00876EED"/>
    <w:rsid w:val="00895EDA"/>
    <w:rsid w:val="008B15A4"/>
    <w:rsid w:val="008C237E"/>
    <w:rsid w:val="0091321A"/>
    <w:rsid w:val="00951690"/>
    <w:rsid w:val="00957751"/>
    <w:rsid w:val="00967586"/>
    <w:rsid w:val="009F3945"/>
    <w:rsid w:val="00A52202"/>
    <w:rsid w:val="00A63CF4"/>
    <w:rsid w:val="00B13633"/>
    <w:rsid w:val="00B413B2"/>
    <w:rsid w:val="00B45699"/>
    <w:rsid w:val="00C10E21"/>
    <w:rsid w:val="00C61910"/>
    <w:rsid w:val="00CB5862"/>
    <w:rsid w:val="00D01E0B"/>
    <w:rsid w:val="00DD651F"/>
    <w:rsid w:val="00E556F0"/>
    <w:rsid w:val="00E97242"/>
    <w:rsid w:val="00F34632"/>
    <w:rsid w:val="00F55C11"/>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B4644"/>
  <w15:chartTrackingRefBased/>
  <w15:docId w15:val="{3C440DA4-92C1-6A4B-910A-84537213C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character" w:styleId="Hyperlink">
    <w:name w:val="Hyperlink"/>
    <w:basedOn w:val="DefaultParagraphFont"/>
    <w:uiPriority w:val="99"/>
    <w:unhideWhenUsed/>
    <w:rsid w:val="005B7A77"/>
    <w:rPr>
      <w:color w:val="58A8AD" w:themeColor="hyperlink"/>
      <w:u w:val="single"/>
    </w:rPr>
  </w:style>
  <w:style w:type="character" w:styleId="UnresolvedMention">
    <w:name w:val="Unresolved Mention"/>
    <w:basedOn w:val="DefaultParagraphFont"/>
    <w:uiPriority w:val="99"/>
    <w:semiHidden/>
    <w:unhideWhenUsed/>
    <w:rsid w:val="005B7A77"/>
    <w:rPr>
      <w:color w:val="605E5C"/>
      <w:shd w:val="clear" w:color="auto" w:fill="E1DFDD"/>
    </w:rPr>
  </w:style>
  <w:style w:type="paragraph" w:styleId="ListParagraph">
    <w:name w:val="List Paragraph"/>
    <w:basedOn w:val="Normal"/>
    <w:uiPriority w:val="34"/>
    <w:unhideWhenUsed/>
    <w:qFormat/>
    <w:rsid w:val="00967586"/>
    <w:pPr>
      <w:ind w:left="720"/>
      <w:contextualSpacing/>
    </w:pPr>
  </w:style>
  <w:style w:type="character" w:styleId="FollowedHyperlink">
    <w:name w:val="FollowedHyperlink"/>
    <w:basedOn w:val="DefaultParagraphFont"/>
    <w:uiPriority w:val="99"/>
    <w:semiHidden/>
    <w:unhideWhenUsed/>
    <w:rsid w:val="00081EE4"/>
    <w:rPr>
      <w:color w:val="2B8073" w:themeColor="followedHyperlink"/>
      <w:u w:val="single"/>
    </w:rPr>
  </w:style>
  <w:style w:type="character" w:styleId="CommentReference">
    <w:name w:val="annotation reference"/>
    <w:basedOn w:val="DefaultParagraphFont"/>
    <w:uiPriority w:val="99"/>
    <w:semiHidden/>
    <w:unhideWhenUsed/>
    <w:rsid w:val="00895EDA"/>
    <w:rPr>
      <w:sz w:val="16"/>
      <w:szCs w:val="16"/>
    </w:rPr>
  </w:style>
  <w:style w:type="paragraph" w:styleId="CommentText">
    <w:name w:val="annotation text"/>
    <w:basedOn w:val="Normal"/>
    <w:link w:val="CommentTextChar"/>
    <w:uiPriority w:val="99"/>
    <w:unhideWhenUsed/>
    <w:rsid w:val="00895EDA"/>
    <w:pPr>
      <w:spacing w:line="240" w:lineRule="auto"/>
    </w:pPr>
    <w:rPr>
      <w:sz w:val="20"/>
      <w:szCs w:val="20"/>
    </w:rPr>
  </w:style>
  <w:style w:type="character" w:customStyle="1" w:styleId="CommentTextChar">
    <w:name w:val="Comment Text Char"/>
    <w:basedOn w:val="DefaultParagraphFont"/>
    <w:link w:val="CommentText"/>
    <w:uiPriority w:val="99"/>
    <w:rsid w:val="00895EDA"/>
    <w:rPr>
      <w:sz w:val="20"/>
      <w:szCs w:val="20"/>
    </w:rPr>
  </w:style>
  <w:style w:type="paragraph" w:styleId="CommentSubject">
    <w:name w:val="annotation subject"/>
    <w:basedOn w:val="CommentText"/>
    <w:next w:val="CommentText"/>
    <w:link w:val="CommentSubjectChar"/>
    <w:uiPriority w:val="99"/>
    <w:semiHidden/>
    <w:unhideWhenUsed/>
    <w:rsid w:val="00895EDA"/>
    <w:rPr>
      <w:b/>
      <w:bCs/>
    </w:rPr>
  </w:style>
  <w:style w:type="character" w:customStyle="1" w:styleId="CommentSubjectChar">
    <w:name w:val="Comment Subject Char"/>
    <w:basedOn w:val="CommentTextChar"/>
    <w:link w:val="CommentSubject"/>
    <w:uiPriority w:val="99"/>
    <w:semiHidden/>
    <w:rsid w:val="00895EDA"/>
    <w:rPr>
      <w:b/>
      <w:bCs/>
      <w:sz w:val="20"/>
      <w:szCs w:val="20"/>
    </w:rPr>
  </w:style>
  <w:style w:type="paragraph" w:styleId="Revision">
    <w:name w:val="Revision"/>
    <w:hidden/>
    <w:uiPriority w:val="99"/>
    <w:semiHidden/>
    <w:rsid w:val="00103BB2"/>
    <w:pPr>
      <w:spacing w:after="0" w:line="240" w:lineRule="auto"/>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601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utci.org/" TargetMode="External"/><Relationship Id="rId18" Type="http://schemas.openxmlformats.org/officeDocument/2006/relationships/image" Target="media/image2.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comments" Target="comments.xml"/><Relationship Id="rId12" Type="http://schemas.openxmlformats.org/officeDocument/2006/relationships/hyperlink" Target="https://graphical.weather.gov/definitions/defineApparentT.html" TargetMode="Externa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ubmed.ncbi.nlm.nih.gov/11482547/" TargetMode="External"/><Relationship Id="rId20" Type="http://schemas.openxmlformats.org/officeDocument/2006/relationships/image" Target="media/image4.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weather.gov/car/WBGT"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portal.nifa.usda.gov/web/crisprojectpages/0230823-a-cumulative-temperature-heat-index-to-predict-the-effect-of-heat-stress-on-milk-yield-in-dairy-cattle.html" TargetMode="External"/><Relationship Id="rId23" Type="http://schemas.openxmlformats.org/officeDocument/2006/relationships/image" Target="media/image7.gif"/><Relationship Id="rId10" Type="http://schemas.microsoft.com/office/2018/08/relationships/commentsExtensible" Target="commentsExtensible.xml"/><Relationship Id="rId19" Type="http://schemas.openxmlformats.org/officeDocument/2006/relationships/image" Target="media/image3.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pubmed.ncbi.nlm.nih.gov/29290376/" TargetMode="External"/><Relationship Id="rId22" Type="http://schemas.openxmlformats.org/officeDocument/2006/relationships/image" Target="media/image6.gif"/><Relationship Id="rId27" Type="http://schemas.openxmlformats.org/officeDocument/2006/relationships/theme" Target="theme/theme1.xm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7</Pages>
  <Words>930</Words>
  <Characters>5184</Characters>
  <Application>Microsoft Office Word</Application>
  <DocSecurity>4</DocSecurity>
  <Lines>123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Brink</dc:creator>
  <cp:keywords/>
  <dc:description/>
  <cp:lastModifiedBy>Craig Parker</cp:lastModifiedBy>
  <cp:revision>2</cp:revision>
  <dcterms:created xsi:type="dcterms:W3CDTF">2023-08-11T13:15:00Z</dcterms:created>
  <dcterms:modified xsi:type="dcterms:W3CDTF">2023-08-11T13:15:00Z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GrammarlyDocumentId">
    <vt:lpwstr>eaba10d764f7976229bbe4f4f9e56797a6ea645027cd4d35d3e8998fa052f0df</vt:lpwstr>
  </property>
</Properties>
</file>